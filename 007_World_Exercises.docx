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69AFD3D4">
              <w:rPr>
                <w:rStyle w:val="Hyperlink"/>
                <w:rFonts w:eastAsiaTheme="majorEastAsia" w:cstheme="majorBidi"/>
                <w:sz w:val="24"/>
                <w:szCs w:val="24"/>
              </w:rPr>
              <w:t>@qa.com</w:t>
            </w:r>
          </w:hyperlink>
          <w:r w:rsidR="00A20C12" w:rsidRPr="69AFD3D4">
            <w:rPr>
              <w:rStyle w:val="Hyperlink"/>
              <w:rFonts w:eastAsiaTheme="majorEastAsia" w:cstheme="majorBidi"/>
              <w:sz w:val="24"/>
              <w:szCs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0BA57B57" w:rsidR="005A4842" w:rsidRDefault="005A4842" w:rsidP="005A4842">
      <w:pPr>
        <w:pStyle w:val="Listofbulletpoints"/>
        <w:numPr>
          <w:ilvl w:val="0"/>
          <w:numId w:val="43"/>
        </w:numPr>
      </w:pPr>
      <w:r>
        <w:t xml:space="preserve">Using </w:t>
      </w:r>
      <w:r w:rsidR="00C7172C">
        <w:t>COUNT</w:t>
      </w:r>
      <w:r>
        <w:t>, get the number of cities in the USA.</w:t>
      </w:r>
    </w:p>
    <w:p w14:paraId="51614D82" w14:textId="70E1CF9B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life expectancy for people in Argentina</w:t>
      </w:r>
      <w:del w:id="0" w:author="Alexander, Matthew" w:date="2021-03-30T14:35:00Z">
        <w:r w:rsidDel="005A4842">
          <w:delText xml:space="preserve"> (ARG) is.</w:delText>
        </w:r>
      </w:del>
    </w:p>
    <w:p w14:paraId="1CE74A79" w14:textId="77777777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</w:p>
    <w:p w14:paraId="7020BA0D" w14:textId="472C7965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what is the capital of Spain (ESP)?</w:t>
      </w:r>
    </w:p>
    <w:p w14:paraId="21630047" w14:textId="4CB7EDD9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list all the languages spoken in the 'Southeast Asia' region.</w:t>
      </w:r>
    </w:p>
    <w:p w14:paraId="6E0E5FBC" w14:textId="77777777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48D1B620" w14:textId="57EC5C15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</w:p>
    <w:p w14:paraId="5A92F1E0" w14:textId="219585EB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142E01B5" w14:textId="77777777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003F5E9E" w14:textId="094208BC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</w:t>
      </w:r>
      <w:r w:rsidR="00BA2CEB">
        <w:t xml:space="preserve"> by population</w:t>
      </w:r>
      <w:r>
        <w:t>?</w:t>
      </w:r>
    </w:p>
    <w:p w14:paraId="632660B8" w14:textId="7C87DB6C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Japan.</w:t>
      </w:r>
    </w:p>
    <w:p w14:paraId="02F9BBAB" w14:textId="1EE77911" w:rsidR="00DD2BA6" w:rsidRDefault="00DD2BA6" w:rsidP="00DD2BA6">
      <w:pPr>
        <w:pStyle w:val="Listofbulletpoints"/>
        <w:numPr>
          <w:ilvl w:val="0"/>
          <w:numId w:val="43"/>
        </w:numPr>
      </w:pPr>
      <w:r>
        <w:t>List the names and country codes of every country which has Eli</w:t>
      </w:r>
      <w:r w:rsidR="00F53559">
        <w:t>s</w:t>
      </w:r>
      <w:r>
        <w:t>abeth II as its Head of State.</w:t>
      </w:r>
    </w:p>
    <w:p w14:paraId="2F0A7540" w14:textId="2837AA41" w:rsidR="00DD2BA6" w:rsidRDefault="00DD2BA6" w:rsidP="00DD2BA6">
      <w:pPr>
        <w:pStyle w:val="Listofbulletpoints"/>
        <w:numPr>
          <w:ilvl w:val="0"/>
          <w:numId w:val="43"/>
        </w:numPr>
      </w:pPr>
      <w:r>
        <w:lastRenderedPageBreak/>
        <w:t>List the top ten countries which have the smallest population-to-area ratio.</w:t>
      </w:r>
    </w:p>
    <w:p w14:paraId="5DB6670A" w14:textId="6254E257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6D7C16EB" w14:textId="0F8E01AF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6A36823E" w14:textId="77777777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</w:p>
    <w:p w14:paraId="4EF668AF" w14:textId="5843B777" w:rsidR="00DD2BA6" w:rsidRDefault="00DD2BA6" w:rsidP="00DD2BA6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</w:p>
    <w:p w14:paraId="38E242A6" w14:textId="1C10682A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3C78C47C" w14:textId="145D30CF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666D90E9" w14:textId="7D744C0E" w:rsidR="00CF206A" w:rsidRDefault="00CF206A" w:rsidP="00DD2BA6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</w:p>
    <w:sectPr w:rsidR="00CF206A" w:rsidSect="001F3091">
      <w:headerReference w:type="default" r:id="rId14"/>
      <w:footerReference w:type="default" r:id="rId15"/>
      <w:headerReference w:type="first" r:id="rId16"/>
      <w:footerReference w:type="first" r:id="rId17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FDFB2" w14:textId="77777777" w:rsidR="00567311" w:rsidRDefault="00567311" w:rsidP="00EB4EC7">
      <w:pPr>
        <w:spacing w:after="0"/>
      </w:pPr>
      <w:r>
        <w:separator/>
      </w:r>
    </w:p>
    <w:p w14:paraId="54555D85" w14:textId="77777777" w:rsidR="00567311" w:rsidRDefault="00567311"/>
    <w:p w14:paraId="69F19772" w14:textId="77777777" w:rsidR="00567311" w:rsidRDefault="00567311"/>
  </w:endnote>
  <w:endnote w:type="continuationSeparator" w:id="0">
    <w:p w14:paraId="209CCC19" w14:textId="77777777" w:rsidR="00567311" w:rsidRDefault="00567311" w:rsidP="00EB4EC7">
      <w:pPr>
        <w:spacing w:after="0"/>
      </w:pPr>
      <w:r>
        <w:continuationSeparator/>
      </w:r>
    </w:p>
    <w:p w14:paraId="3A4EA27D" w14:textId="77777777" w:rsidR="00567311" w:rsidRDefault="00567311"/>
    <w:p w14:paraId="75BC7338" w14:textId="77777777" w:rsidR="00567311" w:rsidRDefault="005673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6C759FD2-13C0-4333-A19B-7FDDD5F6EF87}"/>
    <w:embedBold r:id="rId2" w:fontKey="{E7A54483-B34E-4F56-A6EA-129F1826923C}"/>
    <w:embedItalic r:id="rId3" w:fontKey="{2489004F-95BA-4D1E-AC4F-1A1E34605F6A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F9230544-5B88-4C5F-B043-836E38AA61BE}"/>
    <w:embedBold r:id="rId5" w:fontKey="{68F67B0C-9B16-4AB9-8535-9C220B7EC1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11BA63EE-8DD2-45B7-A0D8-3BA8AA6A1390}"/>
    <w:embedBold r:id="rId7" w:fontKey="{7A0905ED-F0FC-4CE1-813F-D0157DFC3253}"/>
  </w:font>
  <w:font w:name="Montserrat">
    <w:altName w:val="Calibri"/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8" w:fontKey="{F1FA415E-FDEA-4987-9E50-FD6A755FF6BE}"/>
    <w:embedBold r:id="rId9" w:fontKey="{01DD94CF-A460-42F4-8BE2-2DA489E1081E}"/>
    <w:embedItalic r:id="rId10" w:fontKey="{18A431DA-B825-431A-8690-1D24792EEC5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9067CA13-29B4-43B0-B467-D689D8F508E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3DB4C793-E37A-4532-BFBC-EBA37DEBBF13}"/>
    <w:embedBold r:id="rId15" w:fontKey="{DF3CFB45-EE11-4D40-A1E7-766D3833CAFD}"/>
    <w:embedItalic r:id="rId16" w:fontKey="{89076E08-2B58-4D9C-80AE-82FC10CD9C49}"/>
    <w:embedBoldItalic r:id="rId17" w:fontKey="{9E897CED-D94B-4A46-B6DC-7B3FF68F03D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567311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69AFD3D4" w14:paraId="5E7A9AC7" w14:textId="77777777" w:rsidTr="69AFD3D4">
      <w:tc>
        <w:tcPr>
          <w:tcW w:w="2835" w:type="dxa"/>
        </w:tcPr>
        <w:p w14:paraId="551D0C42" w14:textId="0E71380B" w:rsidR="69AFD3D4" w:rsidRDefault="69AFD3D4" w:rsidP="69AFD3D4">
          <w:pPr>
            <w:pStyle w:val="Header"/>
            <w:ind w:left="-115"/>
          </w:pPr>
        </w:p>
      </w:tc>
      <w:tc>
        <w:tcPr>
          <w:tcW w:w="2835" w:type="dxa"/>
        </w:tcPr>
        <w:p w14:paraId="2488CEA6" w14:textId="42918C3D" w:rsidR="69AFD3D4" w:rsidRDefault="69AFD3D4" w:rsidP="69AFD3D4">
          <w:pPr>
            <w:pStyle w:val="Header"/>
            <w:jc w:val="center"/>
          </w:pPr>
        </w:p>
      </w:tc>
      <w:tc>
        <w:tcPr>
          <w:tcW w:w="2835" w:type="dxa"/>
        </w:tcPr>
        <w:p w14:paraId="3D986E1A" w14:textId="396117EE" w:rsidR="69AFD3D4" w:rsidRDefault="69AFD3D4" w:rsidP="69AFD3D4">
          <w:pPr>
            <w:pStyle w:val="Header"/>
            <w:ind w:right="-115"/>
            <w:jc w:val="right"/>
          </w:pPr>
        </w:p>
      </w:tc>
    </w:tr>
  </w:tbl>
  <w:p w14:paraId="1FA6913C" w14:textId="64B53380" w:rsidR="69AFD3D4" w:rsidRDefault="69AFD3D4" w:rsidP="69AFD3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A4DD4" w14:textId="77777777" w:rsidR="00567311" w:rsidRDefault="00567311" w:rsidP="00EB4EC7">
      <w:pPr>
        <w:spacing w:after="0"/>
      </w:pPr>
      <w:r>
        <w:separator/>
      </w:r>
    </w:p>
    <w:p w14:paraId="30888294" w14:textId="77777777" w:rsidR="00567311" w:rsidRDefault="00567311"/>
    <w:p w14:paraId="000622F7" w14:textId="77777777" w:rsidR="00567311" w:rsidRDefault="00567311"/>
  </w:footnote>
  <w:footnote w:type="continuationSeparator" w:id="0">
    <w:p w14:paraId="4453514B" w14:textId="77777777" w:rsidR="00567311" w:rsidRDefault="00567311" w:rsidP="00EB4EC7">
      <w:pPr>
        <w:spacing w:after="0"/>
      </w:pPr>
      <w:r>
        <w:continuationSeparator/>
      </w:r>
    </w:p>
    <w:p w14:paraId="4B62865A" w14:textId="77777777" w:rsidR="00567311" w:rsidRDefault="00567311"/>
    <w:p w14:paraId="1DC905BC" w14:textId="77777777" w:rsidR="00567311" w:rsidRDefault="005673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311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2CEB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172C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4629A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53559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  <w:rsid w:val="0E6C1821"/>
    <w:rsid w:val="27B16749"/>
    <w:rsid w:val="2DD40934"/>
    <w:rsid w:val="305B6089"/>
    <w:rsid w:val="34E2F4E9"/>
    <w:rsid w:val="4C85B615"/>
    <w:rsid w:val="546D2EEF"/>
    <w:rsid w:val="57536348"/>
    <w:rsid w:val="6302DF61"/>
    <w:rsid w:val="69AFD3D4"/>
    <w:rsid w:val="77F7939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3562A7F8CAFB43942423E6A5E04770" ma:contentTypeVersion="8" ma:contentTypeDescription="Create a new document." ma:contentTypeScope="" ma:versionID="348ae8f6e7d0e13af9e71d9a6f6ce473">
  <xsd:schema xmlns:xsd="http://www.w3.org/2001/XMLSchema" xmlns:xs="http://www.w3.org/2001/XMLSchema" xmlns:p="http://schemas.microsoft.com/office/2006/metadata/properties" xmlns:ns2="dfd82559-97a2-4871-a676-597bf1b13ee5" targetNamespace="http://schemas.microsoft.com/office/2006/metadata/properties" ma:root="true" ma:fieldsID="6bc99636ae50a5d3c6cb36b94fbf8464" ns2:_="">
    <xsd:import namespace="dfd82559-97a2-4871-a676-597bf1b13e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d82559-97a2-4871-a676-597bf1b13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3C7089-8E45-47F9-A0DB-3464F469513F}"/>
</file>

<file path=customXml/itemProps3.xml><?xml version="1.0" encoding="utf-8"?>
<ds:datastoreItem xmlns:ds="http://schemas.openxmlformats.org/officeDocument/2006/customXml" ds:itemID="{562EE21C-1256-4D9E-A5C9-0D7FFA14FC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328</Words>
  <Characters>1871</Characters>
  <Application>Microsoft Office Word</Application>
  <DocSecurity>0</DocSecurity>
  <Lines>15</Lines>
  <Paragraphs>4</Paragraphs>
  <ScaleCrop>false</ScaleCrop>
  <Company>QA Consulting.</Company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A Lowton</cp:lastModifiedBy>
  <cp:revision>16</cp:revision>
  <cp:lastPrinted>2015-05-22T15:05:00Z</cp:lastPrinted>
  <dcterms:created xsi:type="dcterms:W3CDTF">2019-10-06T21:31:00Z</dcterms:created>
  <dcterms:modified xsi:type="dcterms:W3CDTF">2022-01-26T20:41:00Z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0x010100753562A7F8CAFB43942423E6A5E04770</vt:lpwstr>
  </property>
</Properties>
</file>